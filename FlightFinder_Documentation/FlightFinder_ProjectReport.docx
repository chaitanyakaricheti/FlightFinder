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87B58" w14:textId="15C77F4A" w:rsidR="00A60AB2" w:rsidRDefault="00000000">
      <w:pPr>
        <w:rPr>
          <w:b/>
          <w:sz w:val="28"/>
          <w:szCs w:val="28"/>
        </w:rPr>
      </w:pPr>
      <w:r>
        <w:rPr>
          <w:b/>
          <w:sz w:val="28"/>
          <w:szCs w:val="28"/>
        </w:rPr>
        <w:t xml:space="preserve">                               </w:t>
      </w:r>
      <w:r w:rsidR="001C6B91">
        <w:rPr>
          <w:b/>
          <w:sz w:val="28"/>
          <w:szCs w:val="28"/>
        </w:rPr>
        <w:t xml:space="preserve">FLIGHTFINDER </w:t>
      </w:r>
      <w:r>
        <w:rPr>
          <w:b/>
          <w:sz w:val="28"/>
          <w:szCs w:val="28"/>
        </w:rPr>
        <w:t xml:space="preserve">PROJECT REPORT </w:t>
      </w:r>
    </w:p>
    <w:p w14:paraId="41E0D97A" w14:textId="77777777" w:rsidR="00A60AB2" w:rsidRDefault="00A60AB2"/>
    <w:p w14:paraId="6A03F68F" w14:textId="77777777" w:rsidR="00A60AB2" w:rsidRDefault="00000000">
      <w:pPr>
        <w:rPr>
          <w:b/>
        </w:rPr>
      </w:pPr>
      <w:r>
        <w:rPr>
          <w:b/>
        </w:rPr>
        <w:t>1. INTRODUCTION</w:t>
      </w:r>
    </w:p>
    <w:p w14:paraId="3516B29A" w14:textId="77777777" w:rsidR="00A60AB2" w:rsidRDefault="00000000">
      <w:pPr>
        <w:rPr>
          <w:b/>
        </w:rPr>
      </w:pPr>
      <w:r>
        <w:rPr>
          <w:b/>
        </w:rPr>
        <w:t>1.1 Project Overview</w:t>
      </w:r>
    </w:p>
    <w:p w14:paraId="5E7D7957" w14:textId="77777777" w:rsidR="001C6B91" w:rsidRPr="001C6B91" w:rsidRDefault="001C6B91" w:rsidP="001C6B91">
      <w:pPr>
        <w:rPr>
          <w:lang w:val="en-IN"/>
        </w:rPr>
      </w:pPr>
      <w:r w:rsidRPr="001C6B91">
        <w:rPr>
          <w:lang w:val="en-IN"/>
        </w:rPr>
        <w:t xml:space="preserve">The project titled </w:t>
      </w:r>
      <w:r w:rsidRPr="001C6B91">
        <w:rPr>
          <w:b/>
          <w:bCs/>
          <w:lang w:val="en-IN"/>
        </w:rPr>
        <w:t>"</w:t>
      </w:r>
      <w:proofErr w:type="spellStart"/>
      <w:r w:rsidRPr="001C6B91">
        <w:rPr>
          <w:b/>
          <w:bCs/>
          <w:lang w:val="en-IN"/>
        </w:rPr>
        <w:t>FlightFinder</w:t>
      </w:r>
      <w:proofErr w:type="spellEnd"/>
      <w:r w:rsidRPr="001C6B91">
        <w:rPr>
          <w:b/>
          <w:bCs/>
          <w:lang w:val="en-IN"/>
        </w:rPr>
        <w:t xml:space="preserve"> – Smart Flight Booking System"</w:t>
      </w:r>
      <w:r w:rsidRPr="001C6B91">
        <w:rPr>
          <w:lang w:val="en-IN"/>
        </w:rPr>
        <w:t xml:space="preserve"> aims to simplify the process of searching and booking flights through an online platform. The system allows users to register, search flights by source, destination, and date, book tickets, and manage their reservations efficiently.</w:t>
      </w:r>
    </w:p>
    <w:p w14:paraId="0EA4E5A3" w14:textId="77777777" w:rsidR="001C6B91" w:rsidRPr="001C6B91" w:rsidRDefault="001C6B91" w:rsidP="001C6B91">
      <w:pPr>
        <w:rPr>
          <w:lang w:val="en-IN"/>
        </w:rPr>
      </w:pPr>
      <w:r w:rsidRPr="001C6B91">
        <w:rPr>
          <w:lang w:val="en-IN"/>
        </w:rPr>
        <w:t>Administrators can manage flight details, schedules, and seat availability through a dedicated dashboard.</w:t>
      </w:r>
    </w:p>
    <w:p w14:paraId="629BDB37" w14:textId="7671C5C6" w:rsidR="00A60AB2" w:rsidRPr="003A1DF8" w:rsidRDefault="001C6B91">
      <w:pPr>
        <w:rPr>
          <w:lang w:val="en-IN"/>
        </w:rPr>
      </w:pPr>
      <w:r w:rsidRPr="001C6B91">
        <w:rPr>
          <w:lang w:val="en-IN"/>
        </w:rPr>
        <w:t>This system eliminates the need to check multiple airline websites, thereby saving time and improving booking efficiency.</w:t>
      </w:r>
    </w:p>
    <w:p w14:paraId="1035CAB7" w14:textId="77777777" w:rsidR="00A60AB2" w:rsidRDefault="00000000">
      <w:pPr>
        <w:rPr>
          <w:b/>
        </w:rPr>
      </w:pPr>
      <w:r>
        <w:rPr>
          <w:b/>
        </w:rPr>
        <w:t>1.2 Purpose</w:t>
      </w:r>
    </w:p>
    <w:p w14:paraId="4346071F" w14:textId="2E10F65C" w:rsidR="003A1DF8" w:rsidRPr="003A1DF8" w:rsidRDefault="003A1DF8" w:rsidP="003A1DF8">
      <w:pPr>
        <w:rPr>
          <w:lang w:val="en-IN"/>
        </w:rPr>
      </w:pPr>
      <w:r w:rsidRPr="003A1DF8">
        <w:rPr>
          <w:lang w:val="en-IN"/>
        </w:rPr>
        <w:t>The purpose of this project is to provide a user-friendly digital solution that connects travel</w:t>
      </w:r>
      <w:r>
        <w:rPr>
          <w:lang w:val="en-IN"/>
        </w:rPr>
        <w:t>l</w:t>
      </w:r>
      <w:r w:rsidRPr="003A1DF8">
        <w:rPr>
          <w:lang w:val="en-IN"/>
        </w:rPr>
        <w:t>ers with flight services efficiently. It ensures:</w:t>
      </w:r>
    </w:p>
    <w:p w14:paraId="708BFC3D" w14:textId="77777777" w:rsidR="003A1DF8" w:rsidRPr="003A1DF8" w:rsidRDefault="003A1DF8" w:rsidP="003A1DF8">
      <w:pPr>
        <w:rPr>
          <w:lang w:val="en-IN"/>
        </w:rPr>
      </w:pPr>
      <w:r w:rsidRPr="003A1DF8">
        <w:rPr>
          <w:lang w:val="en-IN"/>
        </w:rPr>
        <w:t>● Easy and fast flight search</w:t>
      </w:r>
      <w:r w:rsidRPr="003A1DF8">
        <w:rPr>
          <w:lang w:val="en-IN"/>
        </w:rPr>
        <w:br/>
        <w:t>● Reduced booking errors</w:t>
      </w:r>
      <w:r w:rsidRPr="003A1DF8">
        <w:rPr>
          <w:lang w:val="en-IN"/>
        </w:rPr>
        <w:br/>
        <w:t>● Better seat availability management</w:t>
      </w:r>
      <w:r w:rsidRPr="003A1DF8">
        <w:rPr>
          <w:lang w:val="en-IN"/>
        </w:rPr>
        <w:br/>
        <w:t>● Secure and centralized booking system</w:t>
      </w:r>
      <w:r w:rsidRPr="003A1DF8">
        <w:rPr>
          <w:lang w:val="en-IN"/>
        </w:rPr>
        <w:br/>
        <w:t>● Improved travel planning experience</w:t>
      </w:r>
    </w:p>
    <w:p w14:paraId="27887CBD" w14:textId="77777777" w:rsidR="00A60AB2" w:rsidRDefault="00A60AB2"/>
    <w:p w14:paraId="675DD7A7" w14:textId="5BC7EEE7" w:rsidR="00A60AB2" w:rsidRPr="003A1DF8" w:rsidRDefault="00000000">
      <w:pPr>
        <w:rPr>
          <w:b/>
        </w:rPr>
      </w:pPr>
      <w:r>
        <w:rPr>
          <w:b/>
        </w:rPr>
        <w:t>2. IDEATION PHASE</w:t>
      </w:r>
    </w:p>
    <w:p w14:paraId="162710F0" w14:textId="77777777" w:rsidR="00A60AB2" w:rsidRDefault="00000000">
      <w:pPr>
        <w:rPr>
          <w:b/>
        </w:rPr>
      </w:pPr>
      <w:r>
        <w:rPr>
          <w:b/>
        </w:rPr>
        <w:t>2.1 Problem Statement</w:t>
      </w:r>
    </w:p>
    <w:p w14:paraId="64C74CAC" w14:textId="51DCC05B" w:rsidR="00A60AB2" w:rsidRDefault="003A1DF8">
      <w:r w:rsidRPr="003A1DF8">
        <w:t>Travelers face difficulties when searching for flights due to scattered information across platforms, inconsistent pricing, and lack of real-time seat availability.</w:t>
      </w:r>
    </w:p>
    <w:p w14:paraId="4CD54F34" w14:textId="77777777" w:rsidR="00A60AB2" w:rsidRDefault="00000000">
      <w:r>
        <w:t>How Might We:</w:t>
      </w:r>
    </w:p>
    <w:p w14:paraId="45076D7D" w14:textId="53F682D4" w:rsidR="00A60AB2" w:rsidRDefault="003A1DF8">
      <w:r w:rsidRPr="003A1DF8">
        <w:t>How might we allow users to search and book flights quickly and securely from one centralized platform?</w:t>
      </w:r>
    </w:p>
    <w:p w14:paraId="7CAC0372" w14:textId="77777777" w:rsidR="003A1DF8" w:rsidRDefault="003A1DF8">
      <w:pPr>
        <w:rPr>
          <w:b/>
        </w:rPr>
      </w:pPr>
    </w:p>
    <w:p w14:paraId="0A197F4A" w14:textId="77777777" w:rsidR="003A1DF8" w:rsidRDefault="003A1DF8">
      <w:pPr>
        <w:rPr>
          <w:b/>
        </w:rPr>
      </w:pPr>
    </w:p>
    <w:p w14:paraId="49003451" w14:textId="6E0D2A37" w:rsidR="00A60AB2" w:rsidRDefault="00000000">
      <w:pPr>
        <w:rPr>
          <w:b/>
        </w:rPr>
      </w:pPr>
      <w:r>
        <w:rPr>
          <w:b/>
        </w:rPr>
        <w:lastRenderedPageBreak/>
        <w:t>2.2 Empathy Map Canvas</w:t>
      </w:r>
    </w:p>
    <w:p w14:paraId="27E3F473" w14:textId="77777777" w:rsidR="00A60AB2" w:rsidRDefault="00000000">
      <w:pPr>
        <w:rPr>
          <w:b/>
        </w:rPr>
      </w:pPr>
      <w:r>
        <w:rPr>
          <w:rFonts w:ascii="Calibri" w:eastAsia="Calibri" w:hAnsi="Calibri" w:cs="Calibri"/>
          <w:noProof/>
          <w:color w:val="000000"/>
          <w:sz w:val="22"/>
          <w:szCs w:val="22"/>
        </w:rPr>
        <w:drawing>
          <wp:inline distT="0" distB="0" distL="0" distR="0" wp14:anchorId="7509FB27" wp14:editId="1AF4FCA8">
            <wp:extent cx="5486400" cy="3850005"/>
            <wp:effectExtent l="0" t="0" r="0" b="0"/>
            <wp:docPr id="1649555584"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6"/>
                    <a:srcRect/>
                    <a:stretch>
                      <a:fillRect/>
                    </a:stretch>
                  </pic:blipFill>
                  <pic:spPr>
                    <a:xfrm>
                      <a:off x="0" y="0"/>
                      <a:ext cx="5486400" cy="3850005"/>
                    </a:xfrm>
                    <a:prstGeom prst="rect">
                      <a:avLst/>
                    </a:prstGeom>
                    <a:ln/>
                  </pic:spPr>
                </pic:pic>
              </a:graphicData>
            </a:graphic>
          </wp:inline>
        </w:drawing>
      </w:r>
    </w:p>
    <w:p w14:paraId="6F259E44" w14:textId="77777777" w:rsidR="00A60AB2" w:rsidRDefault="00000000">
      <w:r>
        <w:t>Says:</w:t>
      </w:r>
    </w:p>
    <w:p w14:paraId="4CF9F5E9" w14:textId="2F4EE22F" w:rsidR="00A60AB2" w:rsidRDefault="003A1DF8">
      <w:r w:rsidRPr="003A1DF8">
        <w:t>“I wish I could compare flights easily in one place.”</w:t>
      </w:r>
    </w:p>
    <w:p w14:paraId="2C5BD18C" w14:textId="77777777" w:rsidR="00A60AB2" w:rsidRDefault="00000000">
      <w:r>
        <w:t>Thinks:</w:t>
      </w:r>
    </w:p>
    <w:p w14:paraId="087BBFA2" w14:textId="13867DBC" w:rsidR="00A60AB2" w:rsidRDefault="003A1DF8">
      <w:r w:rsidRPr="003A1DF8">
        <w:t>“Why do I need to visit multiple websites to find the best price?”</w:t>
      </w:r>
    </w:p>
    <w:p w14:paraId="0E7367AC" w14:textId="77777777" w:rsidR="00A60AB2" w:rsidRDefault="00000000">
      <w:r>
        <w:t>Feels:</w:t>
      </w:r>
    </w:p>
    <w:p w14:paraId="11F0ECBE" w14:textId="686A5D55" w:rsidR="00A60AB2" w:rsidRDefault="003A1DF8">
      <w:r>
        <w:t>“</w:t>
      </w:r>
      <w:r w:rsidRPr="003A1DF8">
        <w:t>Confused, frustrated, worried about overbooking</w:t>
      </w:r>
      <w:r>
        <w:t>”</w:t>
      </w:r>
    </w:p>
    <w:p w14:paraId="62B6EA4C" w14:textId="77777777" w:rsidR="00A60AB2" w:rsidRDefault="00000000">
      <w:r>
        <w:t>Does:</w:t>
      </w:r>
    </w:p>
    <w:p w14:paraId="42E85A67" w14:textId="77777777" w:rsidR="005E7098" w:rsidRDefault="003A1DF8" w:rsidP="005E7098">
      <w:r>
        <w:t>“</w:t>
      </w:r>
      <w:r w:rsidRPr="003A1DF8">
        <w:t>Checks multiple airline websites, compares manually, worries about seat availability</w:t>
      </w:r>
      <w:r>
        <w:t>”</w:t>
      </w:r>
    </w:p>
    <w:p w14:paraId="4436EDB3" w14:textId="68208703" w:rsidR="005E7098" w:rsidRPr="005E7098" w:rsidRDefault="005E7098" w:rsidP="005E7098">
      <w:r w:rsidRPr="005E7098">
        <w:rPr>
          <w:b/>
          <w:bCs/>
          <w:lang w:val="en-IN"/>
        </w:rPr>
        <w:t>2.3 Brainstorming</w:t>
      </w:r>
    </w:p>
    <w:p w14:paraId="0A49B4DC" w14:textId="77777777" w:rsidR="005E7098" w:rsidRPr="005E7098" w:rsidRDefault="005E7098" w:rsidP="005E7098">
      <w:pPr>
        <w:rPr>
          <w:lang w:val="en-IN"/>
        </w:rPr>
      </w:pPr>
      <w:r w:rsidRPr="005E7098">
        <w:rPr>
          <w:lang w:val="en-IN"/>
        </w:rPr>
        <w:t>During brainstorming, the team explored ideas such as:</w:t>
      </w:r>
    </w:p>
    <w:p w14:paraId="48AC24AD" w14:textId="77777777" w:rsidR="005E7098" w:rsidRPr="005E7098" w:rsidRDefault="005E7098" w:rsidP="005E7098">
      <w:pPr>
        <w:rPr>
          <w:lang w:val="en-IN"/>
        </w:rPr>
      </w:pPr>
      <w:r w:rsidRPr="005E7098">
        <w:rPr>
          <w:lang w:val="en-IN"/>
        </w:rPr>
        <w:t>● Real-time seat availability updates</w:t>
      </w:r>
      <w:r w:rsidRPr="005E7098">
        <w:rPr>
          <w:lang w:val="en-IN"/>
        </w:rPr>
        <w:br/>
        <w:t>● Price filtering and sorting</w:t>
      </w:r>
      <w:r w:rsidRPr="005E7098">
        <w:rPr>
          <w:lang w:val="en-IN"/>
        </w:rPr>
        <w:br/>
        <w:t>● Role-based admin dashboard</w:t>
      </w:r>
      <w:r w:rsidRPr="005E7098">
        <w:rPr>
          <w:lang w:val="en-IN"/>
        </w:rPr>
        <w:br/>
      </w:r>
      <w:r w:rsidRPr="005E7098">
        <w:rPr>
          <w:lang w:val="en-IN"/>
        </w:rPr>
        <w:lastRenderedPageBreak/>
        <w:t>● Booking history management</w:t>
      </w:r>
      <w:r w:rsidRPr="005E7098">
        <w:rPr>
          <w:lang w:val="en-IN"/>
        </w:rPr>
        <w:br/>
        <w:t>● Future payment gateway integration</w:t>
      </w:r>
      <w:r w:rsidRPr="005E7098">
        <w:rPr>
          <w:lang w:val="en-IN"/>
        </w:rPr>
        <w:br/>
        <w:t>● Mobile-first responsive design</w:t>
      </w:r>
    </w:p>
    <w:p w14:paraId="35950696" w14:textId="77777777" w:rsidR="00A60AB2" w:rsidRDefault="00A60AB2"/>
    <w:p w14:paraId="466F4D35" w14:textId="66E0F2DD" w:rsidR="00A60AB2" w:rsidRPr="005E7098" w:rsidRDefault="00000000">
      <w:pPr>
        <w:rPr>
          <w:b/>
        </w:rPr>
      </w:pPr>
      <w:r>
        <w:rPr>
          <w:b/>
        </w:rPr>
        <w:t>3. REQUIREMENT ANALYSIS</w:t>
      </w:r>
    </w:p>
    <w:p w14:paraId="482042A2" w14:textId="3D612DD0" w:rsidR="005E7098" w:rsidRPr="005E7098" w:rsidRDefault="00000000" w:rsidP="005E7098">
      <w:pPr>
        <w:rPr>
          <w:b/>
          <w:bCs/>
          <w:lang w:val="en-IN"/>
        </w:rPr>
      </w:pPr>
      <w:r>
        <w:rPr>
          <w:b/>
        </w:rPr>
        <w:t>3.1 Customer Journey Map</w:t>
      </w:r>
    </w:p>
    <w:p w14:paraId="18A916B9" w14:textId="77777777" w:rsidR="005E7098" w:rsidRPr="005E7098" w:rsidRDefault="005E7098" w:rsidP="005E7098">
      <w:pPr>
        <w:rPr>
          <w:lang w:val="en-IN"/>
        </w:rPr>
      </w:pPr>
      <w:r w:rsidRPr="005E7098">
        <w:rPr>
          <w:lang w:val="en-IN"/>
        </w:rPr>
        <w:t>The customer journey includes:</w:t>
      </w:r>
    </w:p>
    <w:p w14:paraId="4B6F2D63" w14:textId="54274D78" w:rsidR="00A60AB2" w:rsidRPr="005E7098" w:rsidRDefault="005E7098">
      <w:pPr>
        <w:rPr>
          <w:lang w:val="en-IN"/>
        </w:rPr>
      </w:pPr>
      <w:r w:rsidRPr="005E7098">
        <w:rPr>
          <w:lang w:val="en-IN"/>
        </w:rPr>
        <w:t>● Awareness – User learns about the platform</w:t>
      </w:r>
      <w:r w:rsidRPr="005E7098">
        <w:rPr>
          <w:lang w:val="en-IN"/>
        </w:rPr>
        <w:br/>
        <w:t>● Registration/Login – User creates account or logs in</w:t>
      </w:r>
      <w:r w:rsidRPr="005E7098">
        <w:rPr>
          <w:lang w:val="en-IN"/>
        </w:rPr>
        <w:br/>
        <w:t>● Flight Search – Filters by source, destination, and date</w:t>
      </w:r>
      <w:r w:rsidRPr="005E7098">
        <w:rPr>
          <w:lang w:val="en-IN"/>
        </w:rPr>
        <w:br/>
        <w:t>● Booking – Selects flight and confirms seat booking</w:t>
      </w:r>
      <w:r w:rsidRPr="005E7098">
        <w:rPr>
          <w:lang w:val="en-IN"/>
        </w:rPr>
        <w:br/>
        <w:t>● Confirmation – Booking confirmation displayed</w:t>
      </w:r>
      <w:r w:rsidRPr="005E7098">
        <w:rPr>
          <w:lang w:val="en-IN"/>
        </w:rPr>
        <w:br/>
        <w:t>● Booking Management – View or cancel bookings</w:t>
      </w:r>
    </w:p>
    <w:p w14:paraId="6F677325" w14:textId="1DF59E02" w:rsidR="00A60AB2" w:rsidRPr="005E7098" w:rsidRDefault="00000000">
      <w:pPr>
        <w:rPr>
          <w:b/>
        </w:rPr>
      </w:pPr>
      <w:r>
        <w:rPr>
          <w:b/>
        </w:rPr>
        <w:t>3.2 Solution Requirement</w:t>
      </w:r>
    </w:p>
    <w:p w14:paraId="488774C5" w14:textId="77777777" w:rsidR="005E7098" w:rsidRPr="005E7098" w:rsidRDefault="005E7098" w:rsidP="005E7098">
      <w:pPr>
        <w:rPr>
          <w:b/>
          <w:bCs/>
          <w:lang w:val="en-IN"/>
        </w:rPr>
      </w:pPr>
      <w:r w:rsidRPr="005E7098">
        <w:rPr>
          <w:b/>
          <w:bCs/>
          <w:lang w:val="en-IN"/>
        </w:rPr>
        <w:t>Functional Requirements</w:t>
      </w:r>
    </w:p>
    <w:p w14:paraId="0F97982A" w14:textId="77777777" w:rsidR="005E7098" w:rsidRPr="005E7098" w:rsidRDefault="005E7098" w:rsidP="005E7098">
      <w:pPr>
        <w:rPr>
          <w:lang w:val="en-IN"/>
        </w:rPr>
      </w:pPr>
      <w:r w:rsidRPr="005E7098">
        <w:rPr>
          <w:lang w:val="en-IN"/>
        </w:rPr>
        <w:t>● User Registration and Login</w:t>
      </w:r>
      <w:r w:rsidRPr="005E7098">
        <w:rPr>
          <w:lang w:val="en-IN"/>
        </w:rPr>
        <w:br/>
        <w:t>● Flight Search by Filters</w:t>
      </w:r>
      <w:r w:rsidRPr="005E7098">
        <w:rPr>
          <w:lang w:val="en-IN"/>
        </w:rPr>
        <w:br/>
        <w:t>● Book/Cancel Flights</w:t>
      </w:r>
      <w:r w:rsidRPr="005E7098">
        <w:rPr>
          <w:lang w:val="en-IN"/>
        </w:rPr>
        <w:br/>
        <w:t>● View Booking History</w:t>
      </w:r>
      <w:r w:rsidRPr="005E7098">
        <w:rPr>
          <w:lang w:val="en-IN"/>
        </w:rPr>
        <w:br/>
        <w:t>● Admin Dashboard for Flight Management</w:t>
      </w:r>
      <w:r w:rsidRPr="005E7098">
        <w:rPr>
          <w:lang w:val="en-IN"/>
        </w:rPr>
        <w:br/>
        <w:t>● Seat Availability Management</w:t>
      </w:r>
    </w:p>
    <w:p w14:paraId="45B53AA1" w14:textId="77777777" w:rsidR="005E7098" w:rsidRPr="005E7098" w:rsidRDefault="005E7098" w:rsidP="005E7098">
      <w:pPr>
        <w:rPr>
          <w:b/>
          <w:bCs/>
          <w:lang w:val="en-IN"/>
        </w:rPr>
      </w:pPr>
      <w:r w:rsidRPr="005E7098">
        <w:rPr>
          <w:b/>
          <w:bCs/>
          <w:lang w:val="en-IN"/>
        </w:rPr>
        <w:t>Non-Functional Requirements</w:t>
      </w:r>
    </w:p>
    <w:p w14:paraId="15D3EAD8" w14:textId="66A5E37C" w:rsidR="00A60AB2" w:rsidRPr="005E7098" w:rsidRDefault="005E7098">
      <w:pPr>
        <w:rPr>
          <w:lang w:val="en-IN"/>
        </w:rPr>
      </w:pPr>
      <w:r w:rsidRPr="005E7098">
        <w:rPr>
          <w:lang w:val="en-IN"/>
        </w:rPr>
        <w:t>● Fast loading time (&lt;2 seconds)</w:t>
      </w:r>
      <w:r w:rsidRPr="005E7098">
        <w:rPr>
          <w:lang w:val="en-IN"/>
        </w:rPr>
        <w:br/>
        <w:t>● Secure JWT-based authentication</w:t>
      </w:r>
      <w:r w:rsidRPr="005E7098">
        <w:rPr>
          <w:lang w:val="en-IN"/>
        </w:rPr>
        <w:br/>
        <w:t>● Mobile-responsive design</w:t>
      </w:r>
      <w:r w:rsidRPr="005E7098">
        <w:rPr>
          <w:lang w:val="en-IN"/>
        </w:rPr>
        <w:br/>
        <w:t>● High availability and scalability</w:t>
      </w:r>
      <w:r w:rsidRPr="005E7098">
        <w:rPr>
          <w:lang w:val="en-IN"/>
        </w:rPr>
        <w:br/>
        <w:t>● Secure database storage</w:t>
      </w:r>
    </w:p>
    <w:p w14:paraId="7DE5130B" w14:textId="77777777" w:rsidR="00A60AB2" w:rsidRDefault="00000000">
      <w:pPr>
        <w:rPr>
          <w:b/>
        </w:rPr>
      </w:pPr>
      <w:r>
        <w:rPr>
          <w:b/>
        </w:rPr>
        <w:t>3.3 Data Flow Diagram</w:t>
      </w:r>
    </w:p>
    <w:p w14:paraId="37639A4F" w14:textId="77777777" w:rsidR="005E7098" w:rsidRPr="005E7098" w:rsidRDefault="005E7098" w:rsidP="005E7098">
      <w:pPr>
        <w:rPr>
          <w:b/>
          <w:bCs/>
          <w:lang w:val="en-IN"/>
        </w:rPr>
      </w:pPr>
      <w:r w:rsidRPr="005E7098">
        <w:rPr>
          <w:b/>
          <w:bCs/>
          <w:lang w:val="en-IN"/>
        </w:rPr>
        <w:t>Level 0 DFD:</w:t>
      </w:r>
    </w:p>
    <w:p w14:paraId="03238FA9" w14:textId="77777777" w:rsidR="005E7098" w:rsidRPr="005E7098" w:rsidRDefault="005E7098" w:rsidP="005E7098">
      <w:pPr>
        <w:rPr>
          <w:lang w:val="en-IN"/>
        </w:rPr>
      </w:pPr>
      <w:r w:rsidRPr="005E7098">
        <w:rPr>
          <w:b/>
          <w:bCs/>
          <w:lang w:val="en-IN"/>
        </w:rPr>
        <w:t>External Entities:</w:t>
      </w:r>
      <w:r w:rsidRPr="005E7098">
        <w:rPr>
          <w:lang w:val="en-IN"/>
        </w:rPr>
        <w:br/>
        <w:t>User, Admin</w:t>
      </w:r>
    </w:p>
    <w:p w14:paraId="064AFA66" w14:textId="77777777" w:rsidR="005E7098" w:rsidRPr="005E7098" w:rsidRDefault="005E7098" w:rsidP="005E7098">
      <w:pPr>
        <w:rPr>
          <w:lang w:val="en-IN"/>
        </w:rPr>
      </w:pPr>
      <w:r w:rsidRPr="005E7098">
        <w:rPr>
          <w:b/>
          <w:bCs/>
          <w:lang w:val="en-IN"/>
        </w:rPr>
        <w:lastRenderedPageBreak/>
        <w:t>Processes:</w:t>
      </w:r>
      <w:r w:rsidRPr="005E7098">
        <w:rPr>
          <w:lang w:val="en-IN"/>
        </w:rPr>
        <w:br/>
        <w:t>Registration, Login, Flight Search, Booking, Seat Update</w:t>
      </w:r>
    </w:p>
    <w:p w14:paraId="146947C4" w14:textId="5F308B97" w:rsidR="00A60AB2" w:rsidRPr="005E7098" w:rsidRDefault="005E7098">
      <w:pPr>
        <w:rPr>
          <w:lang w:val="en-IN"/>
        </w:rPr>
      </w:pPr>
      <w:r w:rsidRPr="005E7098">
        <w:rPr>
          <w:b/>
          <w:bCs/>
          <w:lang w:val="en-IN"/>
        </w:rPr>
        <w:t>Data Stores:</w:t>
      </w:r>
      <w:r w:rsidRPr="005E7098">
        <w:rPr>
          <w:lang w:val="en-IN"/>
        </w:rPr>
        <w:br/>
        <w:t>Users DB, Flights DB, Bookings DB</w:t>
      </w:r>
    </w:p>
    <w:p w14:paraId="25F2E8FF" w14:textId="77777777" w:rsidR="00A60AB2" w:rsidRDefault="00000000">
      <w:pPr>
        <w:rPr>
          <w:b/>
        </w:rPr>
      </w:pPr>
      <w:r>
        <w:rPr>
          <w:b/>
        </w:rPr>
        <w:t>3.4 Technology Stack</w:t>
      </w:r>
    </w:p>
    <w:p w14:paraId="050B377D" w14:textId="77777777" w:rsidR="005E7098" w:rsidRPr="005E7098" w:rsidRDefault="005E7098" w:rsidP="005E7098">
      <w:pPr>
        <w:rPr>
          <w:color w:val="000000"/>
          <w:lang w:val="en-IN"/>
        </w:rPr>
      </w:pPr>
      <w:r w:rsidRPr="005E7098">
        <w:rPr>
          <w:color w:val="000000"/>
          <w:lang w:val="en-IN"/>
        </w:rPr>
        <w:t>● Frontend: React.js</w:t>
      </w:r>
      <w:r w:rsidRPr="005E7098">
        <w:rPr>
          <w:color w:val="000000"/>
          <w:lang w:val="en-IN"/>
        </w:rPr>
        <w:br/>
        <w:t>● Backend: Node.js + Express.js</w:t>
      </w:r>
      <w:r w:rsidRPr="005E7098">
        <w:rPr>
          <w:color w:val="000000"/>
          <w:lang w:val="en-IN"/>
        </w:rPr>
        <w:br/>
        <w:t>● Database: MongoDB</w:t>
      </w:r>
      <w:r w:rsidRPr="005E7098">
        <w:rPr>
          <w:color w:val="000000"/>
          <w:lang w:val="en-IN"/>
        </w:rPr>
        <w:br/>
        <w:t>● Authentication: JWT</w:t>
      </w:r>
      <w:r w:rsidRPr="005E7098">
        <w:rPr>
          <w:color w:val="000000"/>
          <w:lang w:val="en-IN"/>
        </w:rPr>
        <w:br/>
        <w:t>● Hosting: MongoDB Atlas / Cloud Deployment</w:t>
      </w:r>
    </w:p>
    <w:p w14:paraId="64840E11" w14:textId="25353F63" w:rsidR="00A60AB2" w:rsidRPr="005E7098" w:rsidRDefault="00000000">
      <w:pPr>
        <w:rPr>
          <w:b/>
        </w:rPr>
      </w:pPr>
      <w:r>
        <w:rPr>
          <w:b/>
        </w:rPr>
        <w:t>4. PROJECT DESIGN</w:t>
      </w:r>
    </w:p>
    <w:p w14:paraId="391C8A54" w14:textId="77777777" w:rsidR="00A60AB2" w:rsidRDefault="00000000">
      <w:pPr>
        <w:rPr>
          <w:b/>
        </w:rPr>
      </w:pPr>
      <w:r>
        <w:rPr>
          <w:b/>
        </w:rPr>
        <w:t>4.1 Problem-Solution Fit</w:t>
      </w:r>
    </w:p>
    <w:p w14:paraId="1645E122" w14:textId="75B713E6" w:rsidR="00A60AB2" w:rsidRDefault="005E7098">
      <w:r w:rsidRPr="005E7098">
        <w:t>The proposed solution addresses the problem of scattered and inefficient flight booking systems by providing a centralized, secure, and scalable booking platform accessible from any device.</w:t>
      </w:r>
    </w:p>
    <w:p w14:paraId="11DA9E69" w14:textId="77777777" w:rsidR="00A60AB2" w:rsidRDefault="00000000">
      <w:pPr>
        <w:rPr>
          <w:b/>
        </w:rPr>
      </w:pPr>
      <w:r>
        <w:rPr>
          <w:b/>
        </w:rPr>
        <w:t>4.2 Proposed Solution</w:t>
      </w:r>
    </w:p>
    <w:p w14:paraId="787FE409" w14:textId="77777777" w:rsidR="005E7098" w:rsidRPr="005E7098" w:rsidRDefault="005E7098" w:rsidP="005E7098">
      <w:pPr>
        <w:rPr>
          <w:lang w:val="en-IN"/>
        </w:rPr>
      </w:pPr>
      <w:r w:rsidRPr="005E7098">
        <w:rPr>
          <w:lang w:val="en-IN"/>
        </w:rPr>
        <w:t>A web application where:</w:t>
      </w:r>
    </w:p>
    <w:p w14:paraId="284B9654" w14:textId="3221C42A" w:rsidR="00A60AB2" w:rsidRPr="005E7098" w:rsidRDefault="005E7098">
      <w:pPr>
        <w:rPr>
          <w:lang w:val="en-IN"/>
        </w:rPr>
      </w:pPr>
      <w:r w:rsidRPr="005E7098">
        <w:rPr>
          <w:lang w:val="en-IN"/>
        </w:rPr>
        <w:t>● Users can search, book, and manage flights</w:t>
      </w:r>
      <w:r w:rsidRPr="005E7098">
        <w:rPr>
          <w:lang w:val="en-IN"/>
        </w:rPr>
        <w:br/>
        <w:t>● Admins can create, update, and delete flights</w:t>
      </w:r>
      <w:r w:rsidRPr="005E7098">
        <w:rPr>
          <w:lang w:val="en-IN"/>
        </w:rPr>
        <w:br/>
        <w:t>● Seat availability updates automatically after booking</w:t>
      </w:r>
      <w:r w:rsidRPr="005E7098">
        <w:rPr>
          <w:lang w:val="en-IN"/>
        </w:rPr>
        <w:br/>
        <w:t>● Secure login and role-based access control</w:t>
      </w:r>
    </w:p>
    <w:p w14:paraId="76D2D194" w14:textId="77777777" w:rsidR="00A60AB2" w:rsidRDefault="00000000">
      <w:pPr>
        <w:rPr>
          <w:b/>
        </w:rPr>
      </w:pPr>
      <w:r>
        <w:rPr>
          <w:b/>
        </w:rPr>
        <w:t>4.3 Solution Architecture</w:t>
      </w:r>
    </w:p>
    <w:p w14:paraId="568BC199" w14:textId="77777777" w:rsidR="005E7098" w:rsidRPr="005E7098" w:rsidRDefault="005E7098" w:rsidP="005E7098">
      <w:pPr>
        <w:rPr>
          <w:lang w:val="en-IN"/>
        </w:rPr>
      </w:pPr>
      <w:r w:rsidRPr="005E7098">
        <w:rPr>
          <w:lang w:val="en-IN"/>
        </w:rPr>
        <w:t xml:space="preserve">Architecture Type: </w:t>
      </w:r>
      <w:r w:rsidRPr="005E7098">
        <w:rPr>
          <w:b/>
          <w:bCs/>
          <w:lang w:val="en-IN"/>
        </w:rPr>
        <w:t>Client-Server Model (3-Tier Architecture)</w:t>
      </w:r>
    </w:p>
    <w:p w14:paraId="4A8EE59F" w14:textId="77777777" w:rsidR="005E7098" w:rsidRPr="005E7098" w:rsidRDefault="005E7098" w:rsidP="005E7098">
      <w:pPr>
        <w:rPr>
          <w:lang w:val="en-IN"/>
        </w:rPr>
      </w:pPr>
      <w:r w:rsidRPr="005E7098">
        <w:rPr>
          <w:lang w:val="en-IN"/>
        </w:rPr>
        <w:t>Layers:</w:t>
      </w:r>
    </w:p>
    <w:p w14:paraId="6A94F336" w14:textId="137670B4" w:rsidR="00A60AB2" w:rsidRPr="005E7098" w:rsidRDefault="005E7098">
      <w:pPr>
        <w:rPr>
          <w:lang w:val="en-IN"/>
        </w:rPr>
      </w:pPr>
      <w:r w:rsidRPr="005E7098">
        <w:rPr>
          <w:lang w:val="en-IN"/>
        </w:rPr>
        <w:t>● Presentation Layer – React-based UI</w:t>
      </w:r>
      <w:r w:rsidRPr="005E7098">
        <w:rPr>
          <w:lang w:val="en-IN"/>
        </w:rPr>
        <w:br/>
        <w:t>● Business Logic Layer – RESTful APIs (Node.js &amp; Express)</w:t>
      </w:r>
      <w:r w:rsidRPr="005E7098">
        <w:rPr>
          <w:lang w:val="en-IN"/>
        </w:rPr>
        <w:br/>
        <w:t>● Data Layer – MongoDB Database</w:t>
      </w:r>
    </w:p>
    <w:p w14:paraId="023E2225" w14:textId="5B2E5AF9" w:rsidR="00A60AB2" w:rsidRPr="005E7098" w:rsidRDefault="00000000">
      <w:pPr>
        <w:rPr>
          <w:b/>
        </w:rPr>
      </w:pPr>
      <w:r>
        <w:rPr>
          <w:b/>
        </w:rPr>
        <w:t>5. PROJECT PLANNING &amp; SCHEDULING</w:t>
      </w:r>
    </w:p>
    <w:p w14:paraId="24B08C55" w14:textId="77777777" w:rsidR="00A60AB2" w:rsidRDefault="00000000">
      <w:r>
        <w:t>5.1 Project Planning</w:t>
      </w:r>
    </w:p>
    <w:p w14:paraId="5581B5C2" w14:textId="1C64F6C0" w:rsidR="00A60AB2" w:rsidRDefault="00000000">
      <w:r>
        <w:t>Agile Methodology was used with sprints of 6 days each:</w:t>
      </w:r>
    </w:p>
    <w:p w14:paraId="6102D2A9" w14:textId="5FE9D1E1" w:rsidR="00A60AB2" w:rsidRPr="005E7098" w:rsidRDefault="005E7098">
      <w:pPr>
        <w:rPr>
          <w:lang w:val="en-IN"/>
        </w:rPr>
      </w:pPr>
      <w:r w:rsidRPr="005E7098">
        <w:rPr>
          <w:lang w:val="en-IN"/>
        </w:rPr>
        <w:lastRenderedPageBreak/>
        <w:t>Sprint-1: User Authentication &amp; Database Setup</w:t>
      </w:r>
      <w:r w:rsidRPr="005E7098">
        <w:rPr>
          <w:lang w:val="en-IN"/>
        </w:rPr>
        <w:br/>
        <w:t>Sprint-2: Flight Search &amp; Listing</w:t>
      </w:r>
      <w:r w:rsidRPr="005E7098">
        <w:rPr>
          <w:lang w:val="en-IN"/>
        </w:rPr>
        <w:br/>
        <w:t>Sprint-3: Booking System Implementation</w:t>
      </w:r>
      <w:r w:rsidRPr="005E7098">
        <w:rPr>
          <w:lang w:val="en-IN"/>
        </w:rPr>
        <w:br/>
        <w:t>Sprint-4: Admin Dashboard &amp; Testing</w:t>
      </w:r>
    </w:p>
    <w:p w14:paraId="114D65B0" w14:textId="282584A6" w:rsidR="00A60AB2" w:rsidRPr="005E7098" w:rsidRDefault="00000000">
      <w:pPr>
        <w:rPr>
          <w:b/>
        </w:rPr>
      </w:pPr>
      <w:r>
        <w:rPr>
          <w:b/>
        </w:rPr>
        <w:t>6. FUNCTIONAL AND PERFORMANCE TESTING</w:t>
      </w:r>
    </w:p>
    <w:p w14:paraId="6142C4F0" w14:textId="77777777" w:rsidR="00A60AB2" w:rsidRDefault="00000000">
      <w:pPr>
        <w:rPr>
          <w:b/>
        </w:rPr>
      </w:pPr>
      <w:r>
        <w:rPr>
          <w:b/>
        </w:rPr>
        <w:t>6.1 Performance Testing</w:t>
      </w:r>
    </w:p>
    <w:p w14:paraId="3E02E55D" w14:textId="77777777" w:rsidR="005E7098" w:rsidRPr="005E7098" w:rsidRDefault="005E7098" w:rsidP="005E7098">
      <w:pPr>
        <w:rPr>
          <w:b/>
          <w:bCs/>
          <w:lang w:val="en-IN"/>
        </w:rPr>
      </w:pPr>
      <w:r w:rsidRPr="005E7098">
        <w:rPr>
          <w:b/>
          <w:bCs/>
          <w:lang w:val="en-IN"/>
        </w:rPr>
        <w:t>Tools Used:</w:t>
      </w:r>
    </w:p>
    <w:p w14:paraId="458332D2" w14:textId="4F15D9FC" w:rsidR="00A60AB2" w:rsidRPr="005E7098" w:rsidRDefault="005E7098">
      <w:pPr>
        <w:rPr>
          <w:bCs/>
          <w:lang w:val="en-IN"/>
        </w:rPr>
      </w:pPr>
      <w:r w:rsidRPr="005E7098">
        <w:rPr>
          <w:bCs/>
          <w:lang w:val="en-IN"/>
        </w:rPr>
        <w:t>● Postman for API testing</w:t>
      </w:r>
      <w:r w:rsidRPr="005E7098">
        <w:rPr>
          <w:bCs/>
          <w:lang w:val="en-IN"/>
        </w:rPr>
        <w:br/>
        <w:t>● JMeter (optional) for load testing</w:t>
      </w:r>
    </w:p>
    <w:p w14:paraId="06D02877" w14:textId="77777777" w:rsidR="005E7098" w:rsidRPr="005E7098" w:rsidRDefault="005E7098" w:rsidP="005E7098">
      <w:pPr>
        <w:rPr>
          <w:b/>
          <w:bCs/>
          <w:lang w:val="en-IN"/>
        </w:rPr>
      </w:pPr>
      <w:r w:rsidRPr="005E7098">
        <w:rPr>
          <w:b/>
          <w:bCs/>
          <w:lang w:val="en-IN"/>
        </w:rPr>
        <w:t>Test Scenarios:</w:t>
      </w:r>
    </w:p>
    <w:p w14:paraId="2567C3C3" w14:textId="6D66994A" w:rsidR="00A60AB2" w:rsidRPr="005E7098" w:rsidRDefault="005E7098">
      <w:pPr>
        <w:rPr>
          <w:bCs/>
          <w:lang w:val="en-IN"/>
        </w:rPr>
      </w:pPr>
      <w:r w:rsidRPr="005E7098">
        <w:rPr>
          <w:bCs/>
          <w:lang w:val="en-IN"/>
        </w:rPr>
        <w:t>● Simulated multiple concurrent users</w:t>
      </w:r>
      <w:r w:rsidRPr="005E7098">
        <w:rPr>
          <w:bCs/>
          <w:lang w:val="en-IN"/>
        </w:rPr>
        <w:br/>
        <w:t>● Measured API response time (&lt;1.5 sec)</w:t>
      </w:r>
      <w:r w:rsidRPr="005E7098">
        <w:rPr>
          <w:bCs/>
          <w:lang w:val="en-IN"/>
        </w:rPr>
        <w:br/>
        <w:t>● Verified seat update consistency</w:t>
      </w:r>
    </w:p>
    <w:p w14:paraId="18CDE75C" w14:textId="77777777" w:rsidR="00A60AB2" w:rsidRDefault="00000000">
      <w:pPr>
        <w:rPr>
          <w:b/>
        </w:rPr>
      </w:pPr>
      <w:r>
        <w:rPr>
          <w:b/>
        </w:rPr>
        <w:t>7. RESULTS</w:t>
      </w:r>
    </w:p>
    <w:p w14:paraId="48BB0350" w14:textId="3FCDAB2F" w:rsidR="00A60AB2" w:rsidRDefault="005E7098">
      <w:r w:rsidRPr="005E7098">
        <w:rPr>
          <w:color w:val="000000"/>
        </w:rPr>
        <w:t>● Application handled concurrent bookings smoothly</w:t>
      </w:r>
      <w:r w:rsidRPr="005E7098">
        <w:rPr>
          <w:color w:val="000000"/>
        </w:rPr>
        <w:br/>
        <w:t>● Average response time: ~1.2 seconds</w:t>
      </w:r>
      <w:r w:rsidRPr="005E7098">
        <w:rPr>
          <w:color w:val="000000"/>
        </w:rPr>
        <w:br/>
        <w:t>● No major crashes or data inconsistencies</w:t>
      </w:r>
    </w:p>
    <w:p w14:paraId="0DAEF574" w14:textId="607EBA4F" w:rsidR="00A60AB2" w:rsidRPr="005E7098" w:rsidRDefault="00000000">
      <w:pPr>
        <w:rPr>
          <w:ins w:id="0" w:author="Krishna Chaitanya Karicheti" w:date="2025-06-27T19:33:00Z"/>
          <w:b/>
          <w:bCs/>
        </w:rPr>
      </w:pPr>
      <w:r w:rsidRPr="005E7098">
        <w:rPr>
          <w:b/>
          <w:bCs/>
        </w:rPr>
        <w:t>7.1 Output Screenshots:</w:t>
      </w:r>
    </w:p>
    <w:p w14:paraId="0C0B1A11" w14:textId="77777777" w:rsidR="00A60AB2" w:rsidRPr="005E7098" w:rsidRDefault="00000000">
      <w:pPr>
        <w:rPr>
          <w:b/>
          <w:bCs/>
          <w:u w:val="single"/>
        </w:rPr>
      </w:pPr>
      <w:r w:rsidRPr="005E7098">
        <w:rPr>
          <w:b/>
          <w:bCs/>
          <w:u w:val="single"/>
        </w:rPr>
        <w:t>HOME  PAGE :</w:t>
      </w:r>
    </w:p>
    <w:p w14:paraId="20F3B720" w14:textId="77777777" w:rsidR="00A60AB2" w:rsidRDefault="00000000">
      <w:pPr>
        <w:rPr>
          <w:u w:val="single"/>
        </w:rPr>
      </w:pPr>
      <w:r>
        <w:rPr>
          <w:noProof/>
          <w:u w:val="single"/>
        </w:rPr>
        <w:drawing>
          <wp:inline distT="0" distB="0" distL="0" distR="0" wp14:anchorId="438D8BAD" wp14:editId="1A4BAA9D">
            <wp:extent cx="5486400" cy="2457450"/>
            <wp:effectExtent l="0" t="0" r="0" b="0"/>
            <wp:docPr id="1649555586" name="image5.png"/>
            <wp:cNvGraphicFramePr/>
            <a:graphic xmlns:a="http://schemas.openxmlformats.org/drawingml/2006/main">
              <a:graphicData uri="http://schemas.openxmlformats.org/drawingml/2006/picture">
                <pic:pic xmlns:pic="http://schemas.openxmlformats.org/drawingml/2006/picture">
                  <pic:nvPicPr>
                    <pic:cNvPr id="1649555586" name="image5.png"/>
                    <pic:cNvPicPr preferRelativeResize="0"/>
                  </pic:nvPicPr>
                  <pic:blipFill>
                    <a:blip r:embed="rId7" cstate="print">
                      <a:extLst>
                        <a:ext uri="{28A0092B-C50C-407E-A947-70E740481C1C}">
                          <a14:useLocalDpi xmlns:a14="http://schemas.microsoft.com/office/drawing/2010/main" val="0"/>
                        </a:ext>
                      </a:extLst>
                    </a:blip>
                    <a:srcRect l="1773" r="1773"/>
                    <a:stretch>
                      <a:fillRect/>
                    </a:stretch>
                  </pic:blipFill>
                  <pic:spPr>
                    <a:xfrm>
                      <a:off x="0" y="0"/>
                      <a:ext cx="5486400" cy="2457450"/>
                    </a:xfrm>
                    <a:prstGeom prst="rect">
                      <a:avLst/>
                    </a:prstGeom>
                    <a:ln/>
                  </pic:spPr>
                </pic:pic>
              </a:graphicData>
            </a:graphic>
          </wp:inline>
        </w:drawing>
      </w:r>
    </w:p>
    <w:p w14:paraId="22FAD53D" w14:textId="77777777" w:rsidR="005E7098" w:rsidRDefault="005E7098">
      <w:pPr>
        <w:rPr>
          <w:u w:val="single"/>
        </w:rPr>
      </w:pPr>
    </w:p>
    <w:p w14:paraId="5CA4DCD4" w14:textId="6C8AC6D5" w:rsidR="00A60AB2" w:rsidRPr="005E7098" w:rsidRDefault="00000000">
      <w:pPr>
        <w:rPr>
          <w:b/>
          <w:bCs/>
          <w:u w:val="single"/>
        </w:rPr>
      </w:pPr>
      <w:r w:rsidRPr="005E7098">
        <w:rPr>
          <w:b/>
          <w:bCs/>
          <w:u w:val="single"/>
        </w:rPr>
        <w:lastRenderedPageBreak/>
        <w:t>LOGIN PAGE:</w:t>
      </w:r>
    </w:p>
    <w:p w14:paraId="21BAE6BA" w14:textId="0C29EF11" w:rsidR="00A60AB2" w:rsidRPr="005E7098" w:rsidRDefault="00000000">
      <w:pPr>
        <w:rPr>
          <w:u w:val="single"/>
        </w:rPr>
      </w:pPr>
      <w:r>
        <w:rPr>
          <w:noProof/>
          <w:u w:val="single"/>
        </w:rPr>
        <w:drawing>
          <wp:inline distT="0" distB="0" distL="0" distR="0" wp14:anchorId="7A64CB75" wp14:editId="6F7944A7">
            <wp:extent cx="5486400" cy="2495550"/>
            <wp:effectExtent l="0" t="0" r="0" b="0"/>
            <wp:docPr id="1649555585" name="image4.png"/>
            <wp:cNvGraphicFramePr/>
            <a:graphic xmlns:a="http://schemas.openxmlformats.org/drawingml/2006/main">
              <a:graphicData uri="http://schemas.openxmlformats.org/drawingml/2006/picture">
                <pic:pic xmlns:pic="http://schemas.openxmlformats.org/drawingml/2006/picture">
                  <pic:nvPicPr>
                    <pic:cNvPr id="1649555585" name="image4.png"/>
                    <pic:cNvPicPr preferRelativeResize="0"/>
                  </pic:nvPicPr>
                  <pic:blipFill>
                    <a:blip r:embed="rId8" cstate="print">
                      <a:extLst>
                        <a:ext uri="{28A0092B-C50C-407E-A947-70E740481C1C}">
                          <a14:useLocalDpi xmlns:a14="http://schemas.microsoft.com/office/drawing/2010/main" val="0"/>
                        </a:ext>
                      </a:extLst>
                    </a:blip>
                    <a:srcRect l="3062" r="3062"/>
                    <a:stretch>
                      <a:fillRect/>
                    </a:stretch>
                  </pic:blipFill>
                  <pic:spPr>
                    <a:xfrm>
                      <a:off x="0" y="0"/>
                      <a:ext cx="5486400" cy="2495550"/>
                    </a:xfrm>
                    <a:prstGeom prst="rect">
                      <a:avLst/>
                    </a:prstGeom>
                    <a:ln/>
                  </pic:spPr>
                </pic:pic>
              </a:graphicData>
            </a:graphic>
          </wp:inline>
        </w:drawing>
      </w:r>
      <w:r w:rsidRPr="005E7098">
        <w:rPr>
          <w:b/>
          <w:bCs/>
          <w:u w:val="single"/>
        </w:rPr>
        <w:t>REGISTER PAGE :</w:t>
      </w:r>
    </w:p>
    <w:p w14:paraId="11AFFDB2" w14:textId="47A4467D" w:rsidR="00A60AB2" w:rsidRDefault="00000000">
      <w:pPr>
        <w:rPr>
          <w:u w:val="single"/>
        </w:rPr>
      </w:pPr>
      <w:r>
        <w:rPr>
          <w:noProof/>
          <w:u w:val="single"/>
        </w:rPr>
        <w:drawing>
          <wp:inline distT="0" distB="0" distL="0" distR="0" wp14:anchorId="74102C54" wp14:editId="32F80234">
            <wp:extent cx="5486400" cy="2148840"/>
            <wp:effectExtent l="0" t="0" r="0" b="3810"/>
            <wp:docPr id="1649555588" name="image3.png"/>
            <wp:cNvGraphicFramePr/>
            <a:graphic xmlns:a="http://schemas.openxmlformats.org/drawingml/2006/main">
              <a:graphicData uri="http://schemas.openxmlformats.org/drawingml/2006/picture">
                <pic:pic xmlns:pic="http://schemas.openxmlformats.org/drawingml/2006/picture">
                  <pic:nvPicPr>
                    <pic:cNvPr id="1649555588" name="image3.png"/>
                    <pic:cNvPicPr preferRelativeResize="0"/>
                  </pic:nvPicPr>
                  <pic:blipFill>
                    <a:blip r:embed="rId9" cstate="print">
                      <a:extLst>
                        <a:ext uri="{28A0092B-C50C-407E-A947-70E740481C1C}">
                          <a14:useLocalDpi xmlns:a14="http://schemas.microsoft.com/office/drawing/2010/main" val="0"/>
                        </a:ext>
                      </a:extLst>
                    </a:blip>
                    <a:srcRect t="4432" b="4432"/>
                    <a:stretch>
                      <a:fillRect/>
                    </a:stretch>
                  </pic:blipFill>
                  <pic:spPr>
                    <a:xfrm>
                      <a:off x="0" y="0"/>
                      <a:ext cx="5486400" cy="2148840"/>
                    </a:xfrm>
                    <a:prstGeom prst="rect">
                      <a:avLst/>
                    </a:prstGeom>
                    <a:ln/>
                  </pic:spPr>
                </pic:pic>
              </a:graphicData>
            </a:graphic>
          </wp:inline>
        </w:drawing>
      </w:r>
    </w:p>
    <w:p w14:paraId="1C33F37B" w14:textId="02F45123" w:rsidR="00A60AB2" w:rsidRPr="000F2379" w:rsidRDefault="005E7098">
      <w:pPr>
        <w:rPr>
          <w:b/>
          <w:bCs/>
          <w:u w:val="single"/>
        </w:rPr>
      </w:pPr>
      <w:r>
        <w:rPr>
          <w:noProof/>
          <w:u w:val="single"/>
        </w:rPr>
        <w:drawing>
          <wp:anchor distT="0" distB="0" distL="114300" distR="114300" simplePos="0" relativeHeight="251658240" behindDoc="0" locked="0" layoutInCell="1" allowOverlap="1" wp14:anchorId="260E8159" wp14:editId="6C271907">
            <wp:simplePos x="0" y="0"/>
            <wp:positionH relativeFrom="margin">
              <wp:align>right</wp:align>
            </wp:positionH>
            <wp:positionV relativeFrom="paragraph">
              <wp:posOffset>218577</wp:posOffset>
            </wp:positionV>
            <wp:extent cx="5486400" cy="2449830"/>
            <wp:effectExtent l="0" t="0" r="0" b="7620"/>
            <wp:wrapSquare wrapText="bothSides"/>
            <wp:docPr id="1649555587" name="image1.png"/>
            <wp:cNvGraphicFramePr/>
            <a:graphic xmlns:a="http://schemas.openxmlformats.org/drawingml/2006/main">
              <a:graphicData uri="http://schemas.openxmlformats.org/drawingml/2006/picture">
                <pic:pic xmlns:pic="http://schemas.openxmlformats.org/drawingml/2006/picture">
                  <pic:nvPicPr>
                    <pic:cNvPr id="1649555587" name="image1.png"/>
                    <pic:cNvPicPr preferRelativeResize="0"/>
                  </pic:nvPicPr>
                  <pic:blipFill>
                    <a:blip r:embed="rId10" cstate="print">
                      <a:extLst>
                        <a:ext uri="{28A0092B-C50C-407E-A947-70E740481C1C}">
                          <a14:useLocalDpi xmlns:a14="http://schemas.microsoft.com/office/drawing/2010/main" val="0"/>
                        </a:ext>
                      </a:extLst>
                    </a:blip>
                    <a:srcRect l="2011" r="2011"/>
                    <a:stretch>
                      <a:fillRect/>
                    </a:stretch>
                  </pic:blipFill>
                  <pic:spPr>
                    <a:xfrm>
                      <a:off x="0" y="0"/>
                      <a:ext cx="5486400" cy="2449830"/>
                    </a:xfrm>
                    <a:prstGeom prst="rect">
                      <a:avLst/>
                    </a:prstGeom>
                    <a:ln/>
                  </pic:spPr>
                </pic:pic>
              </a:graphicData>
            </a:graphic>
          </wp:anchor>
        </w:drawing>
      </w:r>
      <w:r w:rsidR="00000000" w:rsidRPr="005E7098">
        <w:rPr>
          <w:b/>
          <w:bCs/>
          <w:u w:val="single"/>
        </w:rPr>
        <w:t>DASHBOARD:</w:t>
      </w:r>
    </w:p>
    <w:p w14:paraId="10107DD8" w14:textId="77777777" w:rsidR="00A60AB2" w:rsidRDefault="00000000">
      <w:pPr>
        <w:rPr>
          <w:b/>
        </w:rPr>
      </w:pPr>
      <w:r>
        <w:rPr>
          <w:b/>
        </w:rPr>
        <w:lastRenderedPageBreak/>
        <w:t>8. ADVANTAGES &amp; DISADVANTAGES</w:t>
      </w:r>
    </w:p>
    <w:p w14:paraId="63B877DF" w14:textId="77777777" w:rsidR="00A60AB2" w:rsidRDefault="00000000">
      <w:r>
        <w:t>Advantages:</w:t>
      </w:r>
    </w:p>
    <w:p w14:paraId="699737F9" w14:textId="77777777" w:rsidR="0015435C" w:rsidRDefault="0015435C">
      <w:pPr>
        <w:rPr>
          <w:color w:val="000000"/>
        </w:rPr>
      </w:pPr>
      <w:r w:rsidRPr="0015435C">
        <w:rPr>
          <w:color w:val="000000"/>
        </w:rPr>
        <w:t>● Saves time</w:t>
      </w:r>
      <w:r w:rsidRPr="0015435C">
        <w:rPr>
          <w:color w:val="000000"/>
        </w:rPr>
        <w:br/>
        <w:t>● Centralized flight comparison</w:t>
      </w:r>
      <w:r w:rsidRPr="0015435C">
        <w:rPr>
          <w:color w:val="000000"/>
        </w:rPr>
        <w:br/>
        <w:t>● Secure authentication</w:t>
      </w:r>
      <w:r w:rsidRPr="0015435C">
        <w:rPr>
          <w:color w:val="000000"/>
        </w:rPr>
        <w:br/>
        <w:t>● Easy booking management</w:t>
      </w:r>
      <w:r w:rsidRPr="0015435C">
        <w:rPr>
          <w:color w:val="000000"/>
        </w:rPr>
        <w:br/>
        <w:t>● Scalable architecture</w:t>
      </w:r>
      <w:r w:rsidRPr="0015435C">
        <w:rPr>
          <w:color w:val="000000"/>
        </w:rPr>
        <w:t xml:space="preserve"> </w:t>
      </w:r>
    </w:p>
    <w:p w14:paraId="138AC7E2" w14:textId="0924F352" w:rsidR="00A60AB2" w:rsidRDefault="00000000">
      <w:r>
        <w:t>Disadvantages:</w:t>
      </w:r>
    </w:p>
    <w:p w14:paraId="16782CEC" w14:textId="5BC9ECE4" w:rsidR="00A60AB2" w:rsidRPr="0015435C" w:rsidRDefault="0015435C">
      <w:r w:rsidRPr="0015435C">
        <w:rPr>
          <w:color w:val="000000"/>
        </w:rPr>
        <w:t>● Requires internet connection</w:t>
      </w:r>
      <w:r w:rsidRPr="0015435C">
        <w:rPr>
          <w:color w:val="000000"/>
        </w:rPr>
        <w:br/>
        <w:t>● Payment integration not yet implemented</w:t>
      </w:r>
      <w:r w:rsidRPr="0015435C">
        <w:rPr>
          <w:color w:val="000000"/>
        </w:rPr>
        <w:br/>
        <w:t>● Admin management required for flight updates</w:t>
      </w:r>
    </w:p>
    <w:p w14:paraId="1B600831" w14:textId="77777777" w:rsidR="00A60AB2" w:rsidRDefault="00000000">
      <w:pPr>
        <w:rPr>
          <w:b/>
        </w:rPr>
      </w:pPr>
      <w:r>
        <w:rPr>
          <w:b/>
        </w:rPr>
        <w:t>9. CONCLUSION</w:t>
      </w:r>
    </w:p>
    <w:p w14:paraId="4ADC1399" w14:textId="5C52D14E" w:rsidR="00A60AB2" w:rsidRDefault="0015435C">
      <w:r w:rsidRPr="0015435C">
        <w:t xml:space="preserve">The </w:t>
      </w:r>
      <w:proofErr w:type="spellStart"/>
      <w:r w:rsidRPr="0015435C">
        <w:t>FlightFinder</w:t>
      </w:r>
      <w:proofErr w:type="spellEnd"/>
      <w:r w:rsidRPr="0015435C">
        <w:t xml:space="preserve"> project successfully provides a digital solution for searching and booking flights efficiently. By leveraging the MERN stack and Agile development practices, the system improves user convenience, reduces booking complexity, and ensures secure and scalable travel management.</w:t>
      </w:r>
    </w:p>
    <w:p w14:paraId="77E8B011" w14:textId="77777777" w:rsidR="00A60AB2" w:rsidRDefault="00000000">
      <w:pPr>
        <w:rPr>
          <w:b/>
        </w:rPr>
      </w:pPr>
      <w:r>
        <w:rPr>
          <w:b/>
        </w:rPr>
        <w:t>10. FUTURE SCOPE</w:t>
      </w:r>
    </w:p>
    <w:p w14:paraId="0DB527FA" w14:textId="7FA19175" w:rsidR="00A60AB2" w:rsidRDefault="0015435C">
      <w:r w:rsidRPr="0015435C">
        <w:rPr>
          <w:color w:val="000000"/>
        </w:rPr>
        <w:t>● Payment gateway integration</w:t>
      </w:r>
      <w:r w:rsidRPr="0015435C">
        <w:rPr>
          <w:color w:val="000000"/>
        </w:rPr>
        <w:br/>
        <w:t>● Email/SMS notifications</w:t>
      </w:r>
      <w:r w:rsidRPr="0015435C">
        <w:rPr>
          <w:color w:val="000000"/>
        </w:rPr>
        <w:br/>
        <w:t xml:space="preserve">● Real-time seat updates using </w:t>
      </w:r>
      <w:proofErr w:type="spellStart"/>
      <w:r w:rsidRPr="0015435C">
        <w:rPr>
          <w:color w:val="000000"/>
        </w:rPr>
        <w:t>WebSockets</w:t>
      </w:r>
      <w:proofErr w:type="spellEnd"/>
      <w:r w:rsidRPr="0015435C">
        <w:rPr>
          <w:color w:val="000000"/>
        </w:rPr>
        <w:br/>
        <w:t>● Hotel and travel package booking</w:t>
      </w:r>
      <w:r w:rsidRPr="0015435C">
        <w:rPr>
          <w:color w:val="000000"/>
        </w:rPr>
        <w:br/>
        <w:t>● Mobile application development</w:t>
      </w:r>
      <w:r w:rsidRPr="0015435C">
        <w:rPr>
          <w:color w:val="000000"/>
        </w:rPr>
        <w:br/>
        <w:t>● Multi-language and multi-currency support</w:t>
      </w:r>
    </w:p>
    <w:p w14:paraId="79CB4D0D" w14:textId="77777777" w:rsidR="00A60AB2" w:rsidRDefault="00000000">
      <w:r>
        <w:rPr>
          <w:b/>
        </w:rPr>
        <w:t>11. APPENDIX</w:t>
      </w:r>
    </w:p>
    <w:p w14:paraId="0757E483" w14:textId="77777777" w:rsidR="00A60AB2" w:rsidRDefault="00000000">
      <w:r>
        <w:t>Source Code:</w:t>
      </w:r>
    </w:p>
    <w:p w14:paraId="51E62192" w14:textId="005909E2" w:rsidR="00A60AB2" w:rsidRDefault="00000000">
      <w:hyperlink r:id="rId11">
        <w:r w:rsidR="0015435C">
          <w:rPr>
            <w:color w:val="1155CC"/>
            <w:u w:val="single"/>
          </w:rPr>
          <w:t>https://github.com/chaitanyakaricheti/FlightFinder</w:t>
        </w:r>
      </w:hyperlink>
    </w:p>
    <w:p w14:paraId="04A2CFC9" w14:textId="77777777" w:rsidR="00A60AB2" w:rsidRDefault="00A60AB2"/>
    <w:sectPr w:rsidR="00A60AB2">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3BA5F73-F76E-4B7D-921A-BBD17D28A97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DEC4C73-D7A4-4566-8678-165D7B8447E5}"/>
    <w:embedBold r:id="rId3" w:fontKey="{A01A1AA7-5918-473B-A1F7-3D0F69727C20}"/>
    <w:embedItalic r:id="rId4" w:fontKey="{2B0B398A-E2CA-473F-882A-0A0A9217AD16}"/>
    <w:embedBoldItalic r:id="rId5" w:fontKey="{B92D433A-0F1A-4E56-BBDF-FBD13C3093A9}"/>
  </w:font>
  <w:font w:name="Courier">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6" w:fontKey="{2ED11B6B-233B-45A6-BD02-746DA9FA861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92444"/>
    <w:multiLevelType w:val="multilevel"/>
    <w:tmpl w:val="02F85A74"/>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A87623"/>
    <w:multiLevelType w:val="multilevel"/>
    <w:tmpl w:val="D84C8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CA324E"/>
    <w:multiLevelType w:val="multilevel"/>
    <w:tmpl w:val="53EC0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C81675"/>
    <w:multiLevelType w:val="multilevel"/>
    <w:tmpl w:val="85AA4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EE17AE"/>
    <w:multiLevelType w:val="multilevel"/>
    <w:tmpl w:val="4302F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450926"/>
    <w:multiLevelType w:val="multilevel"/>
    <w:tmpl w:val="4842628C"/>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2644A3C"/>
    <w:multiLevelType w:val="multilevel"/>
    <w:tmpl w:val="2A648CA4"/>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D1F5B2E"/>
    <w:multiLevelType w:val="multilevel"/>
    <w:tmpl w:val="7A1A9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07F5515"/>
    <w:multiLevelType w:val="multilevel"/>
    <w:tmpl w:val="98F2FCE6"/>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1AA1E58"/>
    <w:multiLevelType w:val="multilevel"/>
    <w:tmpl w:val="B7DAB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5211276"/>
    <w:multiLevelType w:val="multilevel"/>
    <w:tmpl w:val="E5720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4530C6"/>
    <w:multiLevelType w:val="multilevel"/>
    <w:tmpl w:val="8DE043C2"/>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E892C84"/>
    <w:multiLevelType w:val="multilevel"/>
    <w:tmpl w:val="6206EF3E"/>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F872B1B"/>
    <w:multiLevelType w:val="multilevel"/>
    <w:tmpl w:val="EAF66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57602097">
    <w:abstractNumId w:val="12"/>
  </w:num>
  <w:num w:numId="2" w16cid:durableId="1073774327">
    <w:abstractNumId w:val="11"/>
  </w:num>
  <w:num w:numId="3" w16cid:durableId="519582890">
    <w:abstractNumId w:val="5"/>
  </w:num>
  <w:num w:numId="4" w16cid:durableId="519047293">
    <w:abstractNumId w:val="4"/>
  </w:num>
  <w:num w:numId="5" w16cid:durableId="1015231569">
    <w:abstractNumId w:val="8"/>
  </w:num>
  <w:num w:numId="6" w16cid:durableId="1638334873">
    <w:abstractNumId w:val="6"/>
  </w:num>
  <w:num w:numId="7" w16cid:durableId="1063986814">
    <w:abstractNumId w:val="0"/>
  </w:num>
  <w:num w:numId="8" w16cid:durableId="303462427">
    <w:abstractNumId w:val="1"/>
  </w:num>
  <w:num w:numId="9" w16cid:durableId="412705666">
    <w:abstractNumId w:val="7"/>
  </w:num>
  <w:num w:numId="10" w16cid:durableId="1818960588">
    <w:abstractNumId w:val="3"/>
  </w:num>
  <w:num w:numId="11" w16cid:durableId="694574546">
    <w:abstractNumId w:val="10"/>
  </w:num>
  <w:num w:numId="12" w16cid:durableId="678241468">
    <w:abstractNumId w:val="9"/>
  </w:num>
  <w:num w:numId="13" w16cid:durableId="626476802">
    <w:abstractNumId w:val="2"/>
  </w:num>
  <w:num w:numId="14" w16cid:durableId="6865162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B2"/>
    <w:rsid w:val="000F2379"/>
    <w:rsid w:val="0015435C"/>
    <w:rsid w:val="001C6B91"/>
    <w:rsid w:val="003A1DF8"/>
    <w:rsid w:val="005E7098"/>
    <w:rsid w:val="00A515C1"/>
    <w:rsid w:val="00A60A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DB203"/>
  <w15:docId w15:val="{27EB8372-4E15-4F21-A8D8-29350C58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F60F72"/>
    <w:rPr>
      <w:color w:val="0000FF" w:themeColor="hyperlink"/>
      <w:u w:val="single"/>
    </w:rPr>
  </w:style>
  <w:style w:type="character" w:styleId="UnresolvedMention">
    <w:name w:val="Unresolved Mention"/>
    <w:basedOn w:val="DefaultParagraphFont"/>
    <w:uiPriority w:val="99"/>
    <w:semiHidden/>
    <w:unhideWhenUsed/>
    <w:rsid w:val="00F60F72"/>
    <w:rPr>
      <w:color w:val="605E5C"/>
      <w:shd w:val="clear" w:color="auto" w:fill="E1DFDD"/>
    </w:rPr>
  </w:style>
  <w:style w:type="character" w:styleId="FollowedHyperlink">
    <w:name w:val="FollowedHyperlink"/>
    <w:basedOn w:val="DefaultParagraphFont"/>
    <w:uiPriority w:val="99"/>
    <w:semiHidden/>
    <w:unhideWhenUsed/>
    <w:rsid w:val="00CD237B"/>
    <w:rPr>
      <w:color w:val="800080" w:themeColor="followedHyperlink"/>
      <w:u w:val="single"/>
    </w:rPr>
  </w:style>
  <w:style w:type="paragraph" w:styleId="Subtitle">
    <w:name w:val="Subtitle"/>
    <w:basedOn w:val="Normal"/>
    <w:next w:val="Normal"/>
    <w:link w:val="SubtitleChar"/>
    <w:uiPriority w:val="11"/>
    <w:qFormat/>
    <w:rPr>
      <w:rFonts w:ascii="Calibri" w:eastAsia="Calibri" w:hAnsi="Calibri" w:cs="Calibri"/>
      <w:i/>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github.com/chaitanyakaricheti/FlightFinder"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3ydiCXoxlNCvpTlW/Qy8oe6npg==">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Pages>
  <Words>809</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Hitesh mutyala</cp:lastModifiedBy>
  <cp:revision>5</cp:revision>
  <dcterms:created xsi:type="dcterms:W3CDTF">2013-12-23T23:15:00Z</dcterms:created>
  <dcterms:modified xsi:type="dcterms:W3CDTF">2026-02-13T18:57:00Z</dcterms:modified>
</cp:coreProperties>
</file>